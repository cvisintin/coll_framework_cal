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Ecology and Infrastructure International  and School of BioSciences, University of Melbourne, Parkville, VIC 3010, Australia - Email: rvdr@unimelb.edu.au</w:t>
      </w:r>
    </w:p>
    <w:p>
      <w:pPr>
        <w:pStyle w:val="Textbody1"/>
        <w:jc w:val="left"/>
        <w:rPr>
          <w:rStyle w:val="Textbf"/>
        </w:rPr>
      </w:pPr>
      <w:r>
        <w:rPr/>
      </w:r>
    </w:p>
    <w:p>
      <w:pPr>
        <w:pStyle w:val="Textbody1"/>
        <w:jc w:val="left"/>
        <w:rPr/>
      </w:pPr>
      <w:r>
        <w:rPr>
          <w:rStyle w:val="Textbf"/>
          <w:vertAlign w:val="superscript"/>
        </w:rPr>
        <w:t>4</w:t>
      </w:r>
      <w:r>
        <w:rPr/>
        <w:t>Quantitative and Applied Ecology Group, School of BioSciences, University of Melbourne, Parkville, VIC 3010, Australia - Email: mamcca@unimelb.edu.au</w:t>
      </w:r>
    </w:p>
    <w:p>
      <w:pPr>
        <w:pStyle w:val="Textbody1"/>
        <w:jc w:val="left"/>
        <w:rPr>
          <w:rStyle w:val="Textit"/>
        </w:rPr>
      </w:pPr>
      <w:r>
        <w:rPr/>
      </w:r>
    </w:p>
    <w:p>
      <w:pPr>
        <w:pStyle w:val="Textbody1"/>
        <w:jc w:val="left"/>
        <w:rPr/>
      </w:pPr>
      <w:r>
        <w:rPr>
          <w:rStyle w:val="Textit"/>
        </w:rPr>
        <w:t>Corresponding Author</w:t>
      </w:r>
      <w:r>
        <w:rPr/>
        <w:t>: Casey Visintin, School of BioSciences, Bldg 122 - Rm 106A, University of Melbourne, Parkville, VIC 3010, Australia - Email: cvisintin@student.unimelb.edu.au, Phone: +61 4 34424084</w:t>
      </w:r>
    </w:p>
    <w:p>
      <w:pPr>
        <w:pStyle w:val="Textbody1"/>
        <w:jc w:val="left"/>
        <w:rPr>
          <w:rStyle w:val="Textit"/>
        </w:rPr>
      </w:pPr>
      <w:r>
        <w:rPr/>
      </w:r>
    </w:p>
    <w:p>
      <w:pPr>
        <w:pStyle w:val="Textbody1"/>
        <w:jc w:val="left"/>
        <w:rPr/>
      </w:pPr>
      <w:r>
        <w:rPr>
          <w:rStyle w:val="Textit"/>
        </w:rPr>
        <w:t>Running Title</w:t>
      </w:r>
      <w:r>
        <w:rPr/>
        <w:t>: Collision risk modelling on two continents</w:t>
      </w:r>
    </w:p>
    <w:p>
      <w:pPr>
        <w:pStyle w:val="Textbody1"/>
        <w:jc w:val="left"/>
        <w:rPr/>
      </w:pPr>
      <w:r>
        <w:rPr>
          <w:rStyle w:val="Textit"/>
        </w:rPr>
        <w:t>Word Count</w:t>
      </w:r>
      <w:r>
        <w:rPr/>
        <w:t>: 6472 (5617 without appendix)</w:t>
      </w:r>
    </w:p>
    <w:p>
      <w:pPr>
        <w:pStyle w:val="Textbody1"/>
        <w:jc w:val="left"/>
        <w:rPr/>
      </w:pPr>
      <w:r>
        <w:rPr/>
        <w:tab/>
        <w:t>Summary: 348</w:t>
      </w:r>
    </w:p>
    <w:p>
      <w:pPr>
        <w:pStyle w:val="Textbody1"/>
        <w:jc w:val="left"/>
        <w:rPr/>
      </w:pPr>
      <w:r>
        <w:rPr/>
        <w:tab/>
        <w:t>Main Text: 3175</w:t>
      </w:r>
    </w:p>
    <w:p>
      <w:pPr>
        <w:pStyle w:val="Textbody1"/>
        <w:jc w:val="left"/>
        <w:rPr/>
      </w:pPr>
      <w:r>
        <w:rPr/>
        <w:tab/>
        <w:t>Author's Contributions: 71</w:t>
      </w:r>
    </w:p>
    <w:p>
      <w:pPr>
        <w:pStyle w:val="Textbody1"/>
        <w:jc w:val="left"/>
        <w:rPr/>
      </w:pPr>
      <w:r>
        <w:rPr/>
        <w:tab/>
        <w:t>Acknowledgements: 55</w:t>
      </w:r>
    </w:p>
    <w:p>
      <w:pPr>
        <w:pStyle w:val="Textbody1"/>
        <w:jc w:val="left"/>
        <w:rPr/>
      </w:pPr>
      <w:r>
        <w:rPr/>
        <w:tab/>
        <w:t>References: 1317</w:t>
      </w:r>
    </w:p>
    <w:p>
      <w:pPr>
        <w:pStyle w:val="Textbody1"/>
        <w:jc w:val="left"/>
        <w:rPr/>
      </w:pPr>
      <w:r>
        <w:rPr/>
        <w:tab/>
        <w:t>Table Legends: 349</w:t>
      </w:r>
    </w:p>
    <w:p>
      <w:pPr>
        <w:pStyle w:val="Textbody1"/>
        <w:jc w:val="left"/>
        <w:rPr/>
      </w:pPr>
      <w:r>
        <w:rPr/>
        <w:tab/>
        <w:t>Figure Legends: 302</w:t>
      </w:r>
    </w:p>
    <w:p>
      <w:pPr>
        <w:pStyle w:val="Textbody1"/>
        <w:jc w:val="left"/>
        <w:rPr/>
      </w:pPr>
      <w:r>
        <w:rPr/>
        <w:tab/>
        <w:t>Appendix A: 855</w:t>
        <w:br/>
      </w:r>
      <w:r>
        <w:rPr>
          <w:rStyle w:val="Textit"/>
        </w:rPr>
        <w:t>Number of Tables</w:t>
      </w:r>
      <w:r>
        <w:rPr/>
        <w:t>: 4 (2 supplemental)</w:t>
      </w:r>
    </w:p>
    <w:p>
      <w:pPr>
        <w:pStyle w:val="Textbody1"/>
        <w:jc w:val="left"/>
        <w:rPr/>
      </w:pPr>
      <w:r>
        <w:rPr>
          <w:rStyle w:val="Textit"/>
        </w:rPr>
        <w:t>Number of Figures</w:t>
      </w:r>
      <w:r>
        <w:rPr/>
        <w:t>: 7 (3 supplemental)</w:t>
      </w:r>
    </w:p>
    <w:p>
      <w:pPr>
        <w:pStyle w:val="Textbody1"/>
        <w:jc w:val="left"/>
        <w:rPr/>
      </w:pPr>
      <w:r>
        <w:rPr>
          <w:rStyle w:val="Textit"/>
        </w:rPr>
        <w:t>Number of References</w:t>
      </w:r>
      <w:r>
        <w:rPr/>
        <w:t>: 53</w:t>
      </w:r>
      <w:r>
        <w:br w:type="page"/>
      </w:r>
    </w:p>
    <w:p>
      <w:pPr>
        <w:pStyle w:val="Textbody1"/>
        <w:numPr>
          <w:ilvl w:val="1"/>
          <w:numId w:val="2"/>
        </w:numPr>
        <w:rPr/>
      </w:pPr>
      <w:r>
        <w:rPr/>
        <w:t>Summary</w:t>
      </w:r>
    </w:p>
    <w:p>
      <w:pPr>
        <w:pStyle w:val="Textbody1"/>
        <w:rPr/>
      </w:pPr>
      <w:r>
        <w:rPr/>
        <w:t>1. High costs and safety issues mean wildlife-vehicle collisions (WVC) are well studied in developed nations (e.g. United States, European countries, Australia), with mitigation strategies aiming to reduce WVC by influencing human behaviour or animal behaviour. Our study is the first to apply a generalised model framework to analyse and predict WVC in two continents. Despite being different species occurring in different geographic areas, we examine whether collision risk correlates similarly with animal behaviour (occurrence of the species) and human behaviour (traffic volume and speed).</w:t>
      </w:r>
    </w:p>
    <w:p>
      <w:pPr>
        <w:pStyle w:val="Textbody1"/>
        <w:rPr/>
      </w:pPr>
      <w:r>
        <w:rPr/>
      </w:r>
    </w:p>
    <w:p>
      <w:pPr>
        <w:pStyle w:val="Textbody1"/>
        <w:rPr/>
      </w:pPr>
      <w:r>
        <w:rPr/>
        <w:t>2. We applied a conceptual risk framework in the State of Victoria in south-east Australia and a section of central California in the USA. Our study species were grey kangaroos in Victoria and mule deer in California. We trained our collision models with citizen-science collected, collision/carcass records for each species and predicted collision risk for all road segments in each study area.  We used a very different set of data, police records of road accidents, to evaluate the predictions.</w:t>
      </w:r>
    </w:p>
    <w:p>
      <w:pPr>
        <w:pStyle w:val="Textbody1"/>
        <w:rPr/>
      </w:pPr>
      <w:r>
        <w:rPr/>
      </w:r>
    </w:p>
    <w:p>
      <w:pPr>
        <w:pStyle w:val="Textbody1"/>
        <w:rPr/>
      </w:pPr>
      <w:r>
        <w:rPr/>
        <w:t>3. All predictor variables were highly significant in the collision models and the shape of the response to each predictor were similar for both species.  Relative collision risk increased with increased species occurrence, traffic volume, and traffic speed. Speed had the highest relative importance followed by species occurrence.</w:t>
      </w:r>
    </w:p>
    <w:p>
      <w:pPr>
        <w:pStyle w:val="Textbody1"/>
        <w:rPr/>
      </w:pPr>
      <w:r>
        <w:rPr/>
      </w:r>
    </w:p>
    <w:p>
      <w:pPr>
        <w:pStyle w:val="Textbody1"/>
        <w:rPr/>
      </w:pPr>
      <w:r>
        <w:rPr/>
        <w:t>4. Predicted relative collision risk on all road segments agreed with the distribution of known collision hotspots throughout most of the two study areas. For both species, collision model predictions using the validation datasets were highly correlated with independent observations, indicating well calibrated models.</w:t>
      </w:r>
    </w:p>
    <w:p>
      <w:pPr>
        <w:pStyle w:val="Textbody1"/>
        <w:rPr/>
      </w:pPr>
      <w:r>
        <w:rPr/>
        <w:t xml:space="preserve"> </w:t>
      </w:r>
    </w:p>
    <w:p>
      <w:pPr>
        <w:pStyle w:val="Textbody1"/>
        <w:rPr/>
      </w:pPr>
      <w:r>
        <w:rPr/>
        <w:t xml:space="preserve">5. </w:t>
      </w:r>
      <w:r>
        <w:rPr>
          <w:i/>
          <w:iCs/>
        </w:rPr>
        <w:t>Synthesis and applications</w:t>
      </w:r>
      <w:r>
        <w:rPr/>
        <w:t xml:space="preserve"> Our study demonstrates that a conceptual risk framework generalises well to species in different geographical areas. The framework enables managers to conduct sensitivity analyses and calculate overall reductions in expected collisions based on applying mitigation strategies on different road segments. Our analysis also suggests appropriate mitigation for both species may include reduced speeds or fencing on road segments where species occurrence is predicted to be high.</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result from human development and activity. Approximately one-million vertebrates are killed per day in the United States (Forman &amp; Alexander, 1998) and up to 27-millions birds are killed annually in select European countries (Erritzoe et al., 2003).  Costs of WVC, including vehicle repair, human medical costs and the value of a human life, are estimated to exceed eight billion dollars annually in the United States (Huijser et al., 2007) with deer collisions comprising the largest share (see Bissonette et al., 2008).  These costs and impacts will continue to worsen globally as new roads are constructed and existing roads are upgraded in developing countries; with worldwide traffic volume doubling by 2050 and increasing fivefold in developing countries (van der Ree et al., 2015).</w:t>
      </w:r>
    </w:p>
    <w:p>
      <w:pPr>
        <w:pStyle w:val="Textbody1"/>
        <w:rPr/>
      </w:pPr>
      <w:r>
        <w:rPr/>
      </w:r>
    </w:p>
    <w:p>
      <w:pPr>
        <w:pStyle w:val="Textbody1"/>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et al., 2003; Ramp &amp; Croft, 2006).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applying ineffective strategies incurs costs.  To address this issue, many studies examine patterns of collisions and related variables to inform management, often involving spatial modelling and prediction (see Gunson et al., 2011).  Most research is specific to an area (i.e. section of road) or problem and is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ind w:left="0" w:right="0" w:hanging="0"/>
        <w:rPr/>
      </w:pPr>
      <w:bookmarkStart w:id="0" w:name="__DdeLink__2707_843328716"/>
      <w:r>
        <w:rPr/>
        <w:t>Methods</w:t>
      </w:r>
    </w:p>
    <w:p>
      <w:pPr>
        <w:pStyle w:val="Textbody1"/>
        <w:numPr>
          <w:ilvl w:val="0"/>
          <w:numId w:val="0"/>
        </w:numPr>
        <w:ind w:left="720" w:right="0" w:hanging="0"/>
        <w:rPr>
          <w:i/>
          <w:i/>
          <w:iCs/>
        </w:rPr>
      </w:pPr>
      <w:r>
        <w:rPr>
          <w:i/>
          <w:iCs/>
        </w:rPr>
        <w:t>Overview of Workflow</w:t>
      </w:r>
    </w:p>
    <w:p>
      <w:pPr>
        <w:pStyle w:val="Textbody1"/>
        <w:numPr>
          <w:ilvl w:val="0"/>
          <w:numId w:val="0"/>
        </w:numPr>
        <w:ind w:left="720" w:right="0" w:hanging="0"/>
        <w:rPr>
          <w:i w:val="false"/>
          <w:i w:val="false"/>
          <w:iCs w:val="false"/>
        </w:rPr>
      </w:pPr>
      <w:r>
        <w:rPr>
          <w:i w:val="false"/>
          <w:iCs w:val="false"/>
        </w:rPr>
        <w:t>Our analysis is comprised of the following overall workflow for each of the two study areas:</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Define the study area and divide it into a regular spatial grid.</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Split all roads in the study area into segments using the spatial grid.</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Develop traffic models and predict relative traffic volume and speed for all road segments in the study area.</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Develop a species distribution model and predict relative occurrence for each road segment based on the grid cell in which it occurs.</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Classify road segments based on occurrence of collision ('1' for one or more collisions; '0' otherwise) for the training data.</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Develop a regression model of the collisions (training data) with species occurrence, traffic volume and traffic speed as explanatory variables.</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Use the regression model to predict relative rate of collisions for each road segment.</w:t>
      </w:r>
    </w:p>
    <w:p>
      <w:pPr>
        <w:pStyle w:val="Textbody1"/>
        <w:widowControl w:val="false"/>
        <w:numPr>
          <w:ilvl w:val="2"/>
          <w:numId w:val="2"/>
        </w:numPr>
        <w:suppressAutoHyphens w:val="true"/>
        <w:bidi w:val="0"/>
        <w:spacing w:lineRule="auto" w:line="360"/>
        <w:ind w:left="567" w:right="0" w:hanging="0"/>
        <w:jc w:val="both"/>
        <w:rPr>
          <w:i w:val="false"/>
          <w:i w:val="false"/>
          <w:iCs w:val="false"/>
        </w:rPr>
      </w:pPr>
      <w:r>
        <w:rPr>
          <w:i w:val="false"/>
          <w:iCs w:val="false"/>
        </w:rPr>
        <w:t xml:space="preserve"> </w:t>
      </w:r>
      <w:r>
        <w:rPr>
          <w:i w:val="false"/>
          <w:iCs w:val="false"/>
        </w:rPr>
        <w:t>Compare the predicted rate of collision to a new set of collision data (validation data) to evaluate the regression model.</w:t>
      </w:r>
    </w:p>
    <w:p>
      <w:pPr>
        <w:pStyle w:val="Textbody1"/>
        <w:numPr>
          <w:ilvl w:val="0"/>
          <w:numId w:val="0"/>
        </w:numPr>
        <w:ind w:left="720" w:right="0" w:hanging="0"/>
        <w:rPr>
          <w:i w:val="false"/>
          <w:i w:val="false"/>
          <w:iCs w:val="false"/>
        </w:rPr>
      </w:pPr>
      <w:r>
        <w:rPr>
          <w:i w:val="false"/>
          <w:iCs w:val="false"/>
        </w:rPr>
        <w:t>Each of these steps are explained in more detail in the following sections.</w:t>
      </w:r>
    </w:p>
    <w:p>
      <w:pPr>
        <w:pStyle w:val="Textbody1"/>
        <w:numPr>
          <w:ilvl w:val="0"/>
          <w:numId w:val="0"/>
        </w:numPr>
        <w:ind w:left="720" w:right="0" w:hanging="0"/>
        <w:rPr>
          <w:i/>
          <w:i/>
          <w:iCs/>
        </w:rPr>
      </w:pPr>
      <w:r>
        <w:rPr/>
      </w:r>
    </w:p>
    <w:p>
      <w:pPr>
        <w:pStyle w:val="Textbody1"/>
        <w:numPr>
          <w:ilvl w:val="0"/>
          <w:numId w:val="0"/>
        </w:numPr>
        <w:ind w:left="720" w:right="0" w:hanging="0"/>
        <w:rPr/>
      </w:pPr>
      <w:r>
        <w:rPr>
          <w:i/>
          <w:iCs/>
        </w:rPr>
        <w:t>Study Areas</w:t>
      </w:r>
    </w:p>
    <w:p>
      <w:pPr>
        <w:pStyle w:val="Textbody1"/>
        <w:ind w:left="0" w:right="0" w:hanging="0"/>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The case study regions were chosen because of availability of data on animal occurrence, collision records, and the road networks.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ind w:left="0" w:right="0" w:hanging="0"/>
        <w:rPr/>
      </w:pPr>
      <w:r>
        <w:rPr/>
      </w:r>
    </w:p>
    <w:p>
      <w:pPr>
        <w:pStyle w:val="Textbody1"/>
        <w:numPr>
          <w:ilvl w:val="0"/>
          <w:numId w:val="0"/>
        </w:numPr>
        <w:ind w:left="720" w:right="0" w:hanging="0"/>
        <w:rPr/>
      </w:pPr>
      <w:r>
        <w:rPr>
          <w:i/>
          <w:iCs/>
        </w:rPr>
        <w:t>Data</w:t>
      </w:r>
    </w:p>
    <w:p>
      <w:pPr>
        <w:pStyle w:val="Textbody1"/>
        <w:ind w:left="0" w:right="0" w:hanging="0"/>
        <w:rPr/>
      </w:pPr>
      <w:r>
        <w:rPr/>
        <w:t>We selected one species from each study area that are frequently involved in WVC.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ind w:left="0" w:right="0" w:hanging="0"/>
        <w:rPr/>
      </w:pPr>
      <w:r>
        <w:rPr/>
      </w:r>
    </w:p>
    <w:p>
      <w:pPr>
        <w:pStyle w:val="Textbody1"/>
        <w:ind w:left="0" w:right="0" w:hanging="0"/>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ind w:left="0" w:right="0" w:hanging="0"/>
        <w:rPr>
          <w:color w:val="00000A"/>
        </w:rPr>
      </w:pPr>
      <w:r>
        <w:rPr>
          <w:color w:val="00000A"/>
        </w:rPr>
      </w:r>
    </w:p>
    <w:p>
      <w:pPr>
        <w:pStyle w:val="Textbody1"/>
        <w:ind w:left="0" w:right="0" w:hanging="0"/>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ind w:left="0" w:right="0" w:hanging="0"/>
        <w:rPr/>
      </w:pPr>
      <w:r>
        <w:rPr/>
      </w:r>
    </w:p>
    <w:p>
      <w:pPr>
        <w:pStyle w:val="Textbody1"/>
        <w:ind w:left="0" w:right="0" w:hanging="0"/>
        <w:rPr/>
      </w:pPr>
      <w:ins w:id="0" w:author="Casey Visintin" w:date="2017-01-17T08:56:00Z">
        <w:r>
          <w:rPr/>
          <w:t xml:space="preserve">Traffic volume and speed values for all road segments in both Victoria and California were predicted following methods of Visintin et al. (2016).  We regressed annual average daily traffic (AADT) and speed on explanatory variables of distance to anthropogenic development (derived from remotely-sensed land use), distance to highway/freeway, road class, road density within </w:t>
        </w:r>
      </w:ins>
      <w:ins w:id="1" w:author="Casey Visintin" w:date="2017-01-17T08:56:00Z">
        <w:r>
          <w:rPr/>
          <w:t>one</w:t>
        </w:r>
      </w:ins>
      <w:ins w:id="2" w:author="Casey Visintin" w:date="2017-01-17T08:56:00Z">
        <w:r>
          <w:rPr/>
          <w:t xml:space="preserve"> km of each road segment, and population density (from the Australian Bureau of Statistics and the United States Census Bureau, respectively) in random forest models (Brieman, 2001).</w:t>
        </w:r>
      </w:ins>
      <w:ins w:id="3" w:author="Casey Visintin" w:date="2017-01-17T08:58:00Z">
        <w:r>
          <w:rPr/>
          <w:t xml:space="preserve"> We developed species distribution models (SDMs) to predict occurrence for each species across their respective geographic areas (see Appendix A) and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t>
        </w:r>
      </w:ins>
    </w:p>
    <w:p>
      <w:pPr>
        <w:pStyle w:val="Textbody1"/>
        <w:ind w:left="0" w:right="0" w:hanging="0"/>
        <w:rPr/>
      </w:pPr>
      <w:r>
        <w:rPr/>
      </w:r>
    </w:p>
    <w:p>
      <w:pPr>
        <w:pStyle w:val="Textbody1"/>
        <w:ind w:left="0" w:right="0" w:hanging="0"/>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datasets had 481 presence and 644,234 background points for kangaroo collision model validation and 1,795 presence and 643,434 background points for deer.</w:t>
      </w:r>
      <w:ins w:id="4" w:author="Casey Visintin" w:date="2017-01-17T08:57:00Z">
        <w:r>
          <w:rPr/>
          <w:t xml:space="preserve"> As with the training data, </w:t>
        </w:r>
      </w:ins>
      <w:ins w:id="5" w:author="Casey Visintin" w:date="2017-01-17T08:58:00Z">
        <w:r>
          <w:rPr/>
          <w:t>each road segment had values for species occurrence, traffic volume and traffic speed.</w:t>
        </w:r>
      </w:ins>
    </w:p>
    <w:p>
      <w:pPr>
        <w:pStyle w:val="Textbody1"/>
        <w:ind w:left="0" w:right="0" w:hanging="0"/>
        <w:rPr/>
      </w:pPr>
      <w:r>
        <w:rPr/>
      </w:r>
    </w:p>
    <w:p>
      <w:pPr>
        <w:pStyle w:val="Textbody1"/>
        <w:numPr>
          <w:ilvl w:val="0"/>
          <w:numId w:val="0"/>
        </w:numPr>
        <w:ind w:left="720" w:right="0" w:hanging="0"/>
        <w:rPr/>
      </w:pPr>
      <w:r>
        <w:rPr>
          <w:i/>
          <w:iCs/>
        </w:rPr>
        <w:t>Collision Model</w:t>
      </w:r>
    </w:p>
    <w:p>
      <w:pPr>
        <w:pStyle w:val="Textbody1"/>
        <w:rPr/>
      </w:pPr>
      <w:r>
        <w:rPr/>
        <w:t xml:space="preserve">We used a single-species quantitative risk model (Visintin et al., 2016) to fit and compare the relationship of species presence and road threat to collision likelihood. We used the open-source software package ’R’ version 3.3.0 (R Development Core Team, 2004) to perform all statistical analyses.  </w:t>
      </w:r>
    </w:p>
    <w:p>
      <w:pPr>
        <w:pStyle w:val="Textbody1"/>
        <w:rPr/>
      </w:pPr>
      <w:del w:id="6" w:author="Casey Visintin" w:date="2017-01-17T09:02:00Z">
        <w:r>
          <w:rPr/>
          <w:delText xml:space="preserve">Each road segment with an observed collision was coded </w:delText>
        </w:r>
      </w:del>
      <w:del w:id="7" w:author="Michael Mccarthy" w:date="2017-01-16T10:33:00Z">
        <w:r>
          <w:rPr/>
          <w:delText xml:space="preserve"> </w:delText>
        </w:r>
      </w:del>
      <w:del w:id="8" w:author="Casey Visintin" w:date="2017-01-17T09:02:00Z">
        <w:r>
          <w:rPr/>
          <w:delText xml:space="preserve">as one, and all other segments were coded with zeros, with each set of spatial duplicates reduced to a single observation. </w:delText>
        </w:r>
      </w:del>
      <w:r>
        <w:rPr/>
        <w:commentReference w:id="0"/>
      </w:r>
      <w:del w:id="9" w:author="Casey Visintin" w:date="2017-01-17T08:58:00Z">
        <w:r>
          <w:rPr/>
          <w:delText xml:space="preserve">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delText>
        </w:r>
      </w:del>
      <w:r>
        <w:rPr/>
        <w:t>We regressed collisions on the predictor variables with an added quadratic term for traffic volume. Our model is expressed as:</w:t>
      </w:r>
    </w:p>
    <w:p>
      <w:pPr>
        <w:pStyle w:val="Textbody1"/>
        <w:rPr/>
      </w:pPr>
      <w:r>
        <w:rPr/>
      </w:r>
    </w:p>
    <w:p>
      <w:pPr>
        <w:pStyle w:val="Textbody1"/>
        <w:jc w:val="right"/>
        <w:rPr/>
      </w:pPr>
      <w:r>
        <w:rPr>
          <w:sz w:val="21"/>
          <w:szCs w:val="21"/>
        </w:rPr>
        <w:t>cloglog(</w:t>
      </w:r>
      <w:r>
        <w:rPr>
          <w:i/>
          <w:iCs/>
          <w:sz w:val="21"/>
          <w:szCs w:val="21"/>
        </w:rPr>
        <w:t>p</w:t>
      </w:r>
      <w:r>
        <w:rPr>
          <w:i/>
          <w:iCs/>
          <w:sz w:val="21"/>
          <w:szCs w:val="21"/>
          <w:vertAlign w:val="subscript"/>
        </w:rPr>
        <w:t>i</w:t>
      </w:r>
      <w:r>
        <w:rPr>
          <w:sz w:val="21"/>
          <w:szCs w:val="21"/>
        </w:rPr>
        <w:t xml:space="preserve">) = </w:t>
      </w:r>
      <w:r>
        <w:rPr>
          <w:i/>
          <w:iCs/>
          <w:sz w:val="21"/>
          <w:szCs w:val="21"/>
        </w:rPr>
        <w:t>β</w:t>
      </w:r>
      <w:r>
        <w:rPr>
          <w:i/>
          <w:iCs/>
          <w:sz w:val="21"/>
          <w:szCs w:val="21"/>
          <w:vertAlign w:val="subscript"/>
        </w:rPr>
        <w:t>0</w:t>
      </w:r>
      <w:r>
        <w:rPr>
          <w:sz w:val="21"/>
          <w:szCs w:val="21"/>
        </w:rPr>
        <w:t xml:space="preserve"> + </w:t>
      </w:r>
      <w:r>
        <w:rPr>
          <w:i/>
          <w:iCs/>
          <w:sz w:val="21"/>
          <w:szCs w:val="21"/>
        </w:rPr>
        <w:t>β</w:t>
      </w:r>
      <w:r>
        <w:rPr>
          <w:i/>
          <w:iCs/>
          <w:sz w:val="21"/>
          <w:szCs w:val="21"/>
          <w:vertAlign w:val="subscript"/>
        </w:rPr>
        <w:t xml:space="preserve">1 </w:t>
      </w:r>
      <w:r>
        <w:rPr>
          <w:sz w:val="21"/>
          <w:szCs w:val="21"/>
        </w:rPr>
        <w:t>log(</w:t>
      </w:r>
      <w:r>
        <w:rPr>
          <w:i/>
          <w:iCs/>
          <w:sz w:val="21"/>
          <w:szCs w:val="21"/>
        </w:rPr>
        <w:t>O</w:t>
      </w:r>
      <w:r>
        <w:rPr>
          <w:i/>
          <w:iCs/>
          <w:sz w:val="21"/>
          <w:szCs w:val="21"/>
          <w:vertAlign w:val="subscript"/>
        </w:rPr>
        <w:t>i</w:t>
      </w:r>
      <w:r>
        <w:rPr>
          <w:sz w:val="21"/>
          <w:szCs w:val="21"/>
        </w:rPr>
        <w:t xml:space="preserve">) + </w:t>
      </w:r>
      <w:r>
        <w:rPr>
          <w:i/>
          <w:iCs/>
          <w:sz w:val="21"/>
          <w:szCs w:val="21"/>
        </w:rPr>
        <w:t>β</w:t>
      </w:r>
      <w:r>
        <w:rPr>
          <w:i/>
          <w:iCs/>
          <w:sz w:val="21"/>
          <w:szCs w:val="21"/>
          <w:vertAlign w:val="subscript"/>
        </w:rPr>
        <w:t>2</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 xml:space="preserve">) + </w:t>
      </w:r>
      <w:r>
        <w:rPr>
          <w:i/>
          <w:iCs/>
          <w:sz w:val="21"/>
          <w:szCs w:val="21"/>
        </w:rPr>
        <w:t>β</w:t>
      </w:r>
      <w:r>
        <w:rPr>
          <w:i/>
          <w:iCs/>
          <w:sz w:val="21"/>
          <w:szCs w:val="21"/>
          <w:vertAlign w:val="subscript"/>
        </w:rPr>
        <w:t>3</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w:t>
      </w:r>
      <w:r>
        <w:rPr>
          <w:sz w:val="21"/>
          <w:szCs w:val="21"/>
          <w:vertAlign w:val="superscript"/>
        </w:rPr>
        <w:t>2</w:t>
      </w:r>
      <w:r>
        <w:rPr>
          <w:sz w:val="21"/>
          <w:szCs w:val="21"/>
        </w:rPr>
        <w:t xml:space="preserve"> + </w:t>
      </w:r>
      <w:r>
        <w:rPr>
          <w:i/>
          <w:iCs/>
          <w:sz w:val="21"/>
          <w:szCs w:val="21"/>
        </w:rPr>
        <w:t>β</w:t>
      </w:r>
      <w:r>
        <w:rPr>
          <w:i/>
          <w:iCs/>
          <w:sz w:val="21"/>
          <w:szCs w:val="21"/>
          <w:vertAlign w:val="subscript"/>
        </w:rPr>
        <w:t>4</w:t>
      </w:r>
      <w:r>
        <w:rPr>
          <w:sz w:val="21"/>
          <w:szCs w:val="21"/>
          <w:vertAlign w:val="subscript"/>
        </w:rPr>
        <w:t xml:space="preserve"> </w:t>
      </w:r>
      <w:r>
        <w:rPr>
          <w:sz w:val="21"/>
          <w:szCs w:val="21"/>
        </w:rPr>
        <w:t>log(</w:t>
      </w:r>
      <w:r>
        <w:rPr>
          <w:i/>
          <w:iCs/>
          <w:sz w:val="21"/>
          <w:szCs w:val="21"/>
        </w:rPr>
        <w:t>S</w:t>
      </w:r>
      <w:r>
        <w:rPr>
          <w:i/>
          <w:iCs/>
          <w:sz w:val="21"/>
          <w:szCs w:val="21"/>
          <w:vertAlign w:val="subscript"/>
        </w:rPr>
        <w:t>i</w:t>
      </w:r>
      <w:r>
        <w:rPr>
          <w:sz w:val="21"/>
          <w:szCs w:val="21"/>
        </w:rPr>
        <w:t>)</w:t>
        <w:tab/>
        <w:tab/>
        <w:tab/>
        <w:t>(1)</w:t>
      </w:r>
    </w:p>
    <w:p>
      <w:pPr>
        <w:pStyle w:val="Textbody1"/>
        <w:rPr/>
      </w:pPr>
      <w:r>
        <w:rPr/>
      </w:r>
    </w:p>
    <w:p>
      <w:pPr>
        <w:pStyle w:val="Textbody1"/>
        <w:rPr/>
      </w:pPr>
      <w:r>
        <w:rPr/>
        <w:t>where (</w:t>
      </w:r>
      <w:r>
        <w:rPr>
          <w:i/>
          <w:iCs/>
        </w:rPr>
        <w:t>p</w:t>
      </w:r>
      <w:r>
        <w:rPr>
          <w:i/>
          <w:iCs/>
          <w:vertAlign w:val="subscript"/>
        </w:rPr>
        <w:t>i</w:t>
      </w:r>
      <w:r>
        <w:rPr>
          <w:vertAlign w:val="subscript"/>
        </w:rPr>
        <w:t xml:space="preserve"> </w:t>
      </w:r>
      <w:r>
        <w:rPr/>
        <w:t>= Pr(</w:t>
      </w:r>
      <w:r>
        <w:rPr>
          <w:i/>
          <w:iCs/>
        </w:rPr>
        <w:t>Y</w:t>
      </w:r>
      <w:r>
        <w:rPr>
          <w:i/>
          <w:iCs/>
          <w:vertAlign w:val="subscript"/>
        </w:rPr>
        <w:t>i</w:t>
      </w:r>
      <w:r>
        <w:rPr/>
        <w:t>=1)) is the relative likelihood of a collision occurring on a road segment</w:t>
      </w:r>
      <w:r>
        <w:rPr>
          <w:i/>
          <w:iCs/>
        </w:rPr>
        <w:t xml:space="preserve"> i</w:t>
      </w:r>
      <w:r>
        <w:rPr/>
        <w:t xml:space="preserve">,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 We chose the complementary log-log link on the linear predictor due to the mathematical theory underpinning our model - risk being measured by the rate of collisions (see Visintin et al., 2016).</w:t>
      </w:r>
    </w:p>
    <w:p>
      <w:pPr>
        <w:pStyle w:val="Textbody1"/>
        <w:rPr/>
      </w:pPr>
      <w:r>
        <w:rPr/>
      </w:r>
    </w:p>
    <w:p>
      <w:pPr>
        <w:pStyle w:val="Textbody1"/>
        <w:rPr/>
      </w:pPr>
      <w:r>
        <w:rPr/>
        <w:t xml:space="preserve">To test for spatial autocorrelation, we calculated </w:t>
      </w:r>
      <w:r>
        <w:rPr/>
        <w:t xml:space="preserve">normally-distributed, </w:t>
      </w:r>
      <w:r>
        <w:rPr/>
        <w:t xml:space="preserve">randomised quantile residuals (Dunn &amp; Smyth, 1996) using 5000 simulations from each model fit. We </w:t>
      </w:r>
      <w:r>
        <w:rPr/>
        <w:t>then</w:t>
      </w:r>
      <w:r>
        <w:rPr/>
        <w:t xml:space="preserve"> calculated Moran's I </w:t>
      </w:r>
      <w:r>
        <w:rPr/>
        <w:t xml:space="preserve">on the residuals </w:t>
      </w:r>
      <w:r>
        <w:rPr/>
        <w:t>at 20 spatial lags at intervals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calibration strength and discrimination ability of our models with their respective independent validation datasets. To assess calibration strength, we regressed the collision observations in the validation sets on predictions made using the validation data in the trained models. An intercept coefficient of 'zero' and slope coefficient of 'one' indicates a perfectly calibrated model</w:t>
      </w:r>
      <w:r>
        <w:rPr/>
        <w:t xml:space="preserve"> (see Miller et al., 1991)</w:t>
      </w:r>
      <w:r>
        <w:rPr/>
        <w:t xml:space="preserve">. </w:t>
      </w:r>
      <w:r>
        <w:rPr/>
        <w:t xml:space="preserve">To measure ability to discriminate between true positive and false positives we </w:t>
      </w:r>
      <w:r>
        <w:rPr/>
        <w:t>us</w:t>
      </w:r>
      <w:r>
        <w:rPr/>
        <w:t>ed</w:t>
      </w:r>
      <w:bookmarkEnd w:id="0"/>
      <w:r>
        <w:rPr/>
        <w:t xml:space="preserve"> a receiver operating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numPr>
          <w:ilvl w:val="1"/>
          <w:numId w:val="2"/>
        </w:numPr>
        <w:ind w:left="0" w:hanging="0"/>
        <w:pPrChange w:id="0" w:author="Michael Mccarthy" w:date="2016-11-14T14:47:00Z">
          <w:pPr>
            <w:ind w:left="576" w:hanging="576"/>
          </w:pPr>
        </w:pPrChange>
        <w:rPr/>
      </w:pPr>
      <w:r>
        <w:rPr/>
        <w:t>All of the predictor variables demonstrated plausible relationships to collision likelihood in the partial dependency plots. The probability of collision for both species changed similarly with occurrence of the species (Figure 2a &amp; b), traffic volume (Figure 2c &amp; d), and traffic speed (Figure 2e &amp; f).</w:t>
      </w:r>
    </w:p>
    <w:p>
      <w:pPr>
        <w:pStyle w:val="Textbody1"/>
        <w:rPr/>
      </w:pPr>
      <w:r>
        <w:rPr/>
      </w:r>
    </w:p>
    <w:p>
      <w:pPr>
        <w:pStyle w:val="Textbody1"/>
        <w:rPr/>
      </w:pPr>
      <w:r>
        <w:rPr/>
        <w:t xml:space="preserve">Traffic speed and species occurrence were highly significant variables for kangaroos and deer (Table 2). Speed had the highest relative importance for both kangaroos and deer based on </w:t>
      </w:r>
      <w:r>
        <w:rPr/>
        <w:t>an</w:t>
      </w:r>
      <w:r>
        <w:rPr/>
        <w:t xml:space="preserve"> analysis of </w:t>
      </w:r>
      <w:r>
        <w:rPr/>
        <w:t xml:space="preserve">variance (ANOVA) for </w:t>
      </w:r>
      <w:r>
        <w:rPr/>
        <w:t>each predictor. Increasing speed from 80 to 100 km hr</w:t>
      </w:r>
      <w:r>
        <w:rPr>
          <w:vertAlign w:val="superscript"/>
        </w:rPr>
        <w:t xml:space="preserve">-1 </w:t>
      </w:r>
      <w:r>
        <w:rPr/>
        <w:t xml:space="preserve">approximately doubled the relative collision risk for both species.  Collision risk with deer was less than kangaroos at lower speeds and increased at a faster rate at higher speeds. </w:t>
      </w:r>
      <w:bookmarkStart w:id="1" w:name="__DdeLink__1486_299739809"/>
      <w:r>
        <w:rPr/>
        <w:t>Species occurrence influenced collision risk the second most for both species.</w:t>
      </w:r>
      <w:bookmarkEnd w:id="1"/>
      <w:r>
        <w:rPr/>
        <w:t xml:space="preserve">  The response shape of collision risk against likelihood of occurrence was similar for both species, however, deer had larger confidence intervals around the marginal response (Figure 2a &amp; b).</w:t>
      </w:r>
    </w:p>
    <w:p>
      <w:pPr>
        <w:pStyle w:val="Textbody1"/>
        <w:rPr/>
      </w:pPr>
      <w:r>
        <w:rPr/>
      </w:r>
    </w:p>
    <w:p>
      <w:pPr>
        <w:pStyle w:val="Textbody1"/>
        <w:rPr/>
      </w:pPr>
      <w:r>
        <w:rPr/>
        <w:t>Relative collision risk  for kangaroos increased with traffic volume until approximately 5,000 vehicles day</w:t>
      </w:r>
      <w:r>
        <w:rPr>
          <w:vertAlign w:val="superscript"/>
        </w:rPr>
        <w:t>-1</w:t>
      </w:r>
      <w:r>
        <w:rPr/>
        <w:t xml:space="preserve"> and then declined (Figure 2c); the relationship was similar for deer although the peak was closer to 10,000 vehicles day</w:t>
      </w:r>
      <w:r>
        <w:rPr>
          <w:vertAlign w:val="superscript"/>
        </w:rPr>
        <w:t>-1</w:t>
      </w:r>
      <w:r>
        <w:rPr/>
        <w:t xml:space="preserve"> (Figure 2d). Collision likelihood of kangaroos decreased more quickly than deer at higher traffic volumes, but deer had larger confidence intervals around the marginal response curve indicating the possibility of a shape more consistent with kangaroos (Figure 2d). The actual magnitude of the relative risk is not comparable between species because sizes of the collision and background datasets were not standardised across the two species.</w:t>
      </w:r>
    </w:p>
    <w:p>
      <w:pPr>
        <w:pStyle w:val="Textbody1"/>
        <w:rPr/>
      </w:pPr>
      <w:r>
        <w:rPr/>
      </w:r>
    </w:p>
    <w:p>
      <w:pPr>
        <w:pStyle w:val="Textbody1"/>
        <w:rPr/>
      </w:pPr>
      <w:r>
        <w:rPr/>
        <w:t>Spatial correlation in the randomised quantile residuals was low and showed no patterns across distances at the two spatial scales analysed (Figure 3), suggesting assumptions of statistical independence were reasonable. All of the predictor variables were highly significant and the signs of the coefficients indicated predictor-response relationships that were plausible (Table 2). The deer model reduced deviance compared to the null model by nearly twice that of the kangaroo model and also had higher discrimination ability.</w:t>
      </w:r>
    </w:p>
    <w:p>
      <w:pPr>
        <w:pStyle w:val="Textbody1"/>
        <w:rPr/>
      </w:pPr>
      <w:r>
        <w:rPr/>
      </w:r>
    </w:p>
    <w:p>
      <w:pPr>
        <w:pStyle w:val="Textbody1"/>
        <w:rPr/>
      </w:pPr>
      <w:r>
        <w:rPr/>
        <w:t>For each species, the</w:t>
      </w:r>
      <w:r>
        <w:rPr/>
        <w:t xml:space="preserve"> models had similarly high calibration statistics when </w:t>
      </w:r>
      <w:r>
        <w:rPr/>
        <w:t>independent</w:t>
      </w:r>
      <w:r>
        <w:rPr/>
        <w:t xml:space="preserve"> data</w:t>
      </w:r>
      <w:r>
        <w:rPr/>
        <w:t xml:space="preserve"> (police reports) were </w:t>
      </w:r>
      <w:r>
        <w:rPr/>
        <w:t xml:space="preserve">used </w:t>
      </w:r>
      <w:r>
        <w:rPr/>
        <w:t>for validation</w:t>
      </w:r>
      <w:r>
        <w:rPr/>
        <w:t xml:space="preserve">. The kangaroo model </w:t>
      </w:r>
      <w:r>
        <w:rPr/>
        <w:t>had a slope coefficient of .99 and the deer model had a slope coefficient of .94 (Table 1). Each model had a different intercept coefficient due to varying numbers of collisions used for model fitting.</w:t>
      </w:r>
    </w:p>
    <w:p>
      <w:pPr>
        <w:pStyle w:val="Textbody1"/>
        <w:rPr/>
      </w:pPr>
      <w:r>
        <w:rPr/>
      </w:r>
    </w:p>
    <w:p>
      <w:pPr>
        <w:pStyle w:val="Textbody1"/>
        <w:rPr/>
      </w:pPr>
      <w:r>
        <w:rPr/>
        <w:t>The predictions for relative collision risk across all road segments were plausible in most regions of the two study areas.  In Victoria, predicted collision risk was highest in the northern suburbs of Melbourne where collisions frequently occur. In contrast, predictions in California were highest on road segments in both the San Francisco Bay Area (SFBA), where deer collisions are common, and along the Interstate 5 and 99 corridors through the Central Valley region, where deer collisions are less commonly observed/reported.</w:t>
      </w:r>
      <w:r>
        <w:br w:type="page"/>
      </w:r>
    </w:p>
    <w:p>
      <w:pPr>
        <w:pStyle w:val="Textbody1"/>
        <w:numPr>
          <w:ilvl w:val="1"/>
          <w:numId w:val="2"/>
        </w:numPr>
        <w:rPr/>
      </w:pPr>
      <w:r>
        <w:rPr/>
        <w:t>Discussion</w:t>
      </w:r>
    </w:p>
    <w:p>
      <w:pPr>
        <w:pStyle w:val="Textbody1"/>
        <w:rPr/>
      </w:pPr>
      <w:r>
        <w:rPr/>
        <w:t>Our results suggest that the proposed conceptual framework may have utility irrespective of locality, spatial scale, or species.  Species occurrence, traffic volume and speed, and  predictor variable data are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et al., 2015).  Analysis from our framework may guide mitigation actions in several problematic areas to reduce collisions.</w:t>
      </w:r>
    </w:p>
    <w:p>
      <w:pPr>
        <w:pStyle w:val="Textbody1"/>
        <w:rPr/>
      </w:pPr>
      <w:r>
        <w:rPr/>
      </w:r>
    </w:p>
    <w:p>
      <w:pPr>
        <w:pStyle w:val="Textbody1"/>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collision risk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and crossing structures)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(Table S2) therefore suggesting greater reliability in their predictions.  However, when assessing where to place mitigation for speed, the analyst and managers should also consider the uncertainty around predictions at each road segment for both speed and animal presence. If there is higher confidence around speed predictions, for example, more emphasis (and funds) may be placed on controlling vehicle speeds, rather than excluding animals.</w:t>
      </w:r>
    </w:p>
    <w:p>
      <w:pPr>
        <w:pStyle w:val="Textbody1"/>
        <w:rPr/>
      </w:pPr>
      <w:r>
        <w:rPr/>
      </w:r>
    </w:p>
    <w:p>
      <w:pPr>
        <w:pStyle w:val="Textbody1"/>
        <w:rPr/>
      </w:pPr>
      <w:r>
        <w:rPr/>
        <w:t>The conceptual framework with sub-models allows us to more clearly identify bias and uncertainty in the analysis.  For example, the two occurrence models are produced using presence-only data that explicitly assumes perfect detection and includes potential sampling bias.  If these assumptions are deemed unsatisfactory, an analyst may choose to use alternative statistical methods that allow incorporation of uncertainty into the model (see Dorazio, 2014) or improve the training data (e.g. increase accuracy standards or collect additional records that include true absences).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The wide confidence intervals mean that reducing vehicles on problematic road segments may not have the desired effect.  Moreover, reported or observed collision data are subject to the same limitations as species occurrence data (e.g. reporting biases or data deficiencies such as under-reporting of actual presences) and should be taken into account. Predictions from collision models</w:t>
      </w:r>
      <w:r>
        <w:rPr/>
        <w:t xml:space="preserve"> </w:t>
      </w:r>
      <w:r>
        <w:rPr/>
        <w:t>that</w:t>
      </w:r>
      <w:r>
        <w:rPr/>
        <w:t xml:space="preserve"> do not exhibit any</w:t>
      </w:r>
      <w:r>
        <w:rPr/>
        <w:t xml:space="preserve"> spatial trend between values of predictor variable</w:t>
      </w:r>
      <w:r>
        <w:rPr/>
        <w:t>s</w:t>
      </w:r>
      <w:r>
        <w:rPr/>
        <w:t xml:space="preserve"> (</w:t>
      </w:r>
      <w:r>
        <w:rPr/>
        <w:t>e.g.</w:t>
      </w:r>
      <w:r>
        <w:rPr/>
        <w:t xml:space="preserve"> </w:t>
      </w:r>
      <w:r>
        <w:rPr/>
        <w:t xml:space="preserve">traffic </w:t>
      </w:r>
      <w:r>
        <w:rPr/>
        <w:t xml:space="preserve">speed) and collision observations used to train the model have been shown </w:t>
      </w:r>
      <w:r>
        <w:rPr/>
        <w:t xml:space="preserve">(through simulation) </w:t>
      </w:r>
      <w:r>
        <w:rPr/>
        <w:t>to be more robust to large amounts of unreported collisions (Snow, 2015), however, we have not explored these relationships in this study.</w:t>
      </w:r>
    </w:p>
    <w:p>
      <w:pPr>
        <w:pStyle w:val="Textbody1"/>
        <w:rPr/>
      </w:pPr>
      <w:r>
        <w:rPr/>
      </w:r>
    </w:p>
    <w:p>
      <w:pPr>
        <w:pStyle w:val="Textbody1"/>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w:t>
      </w:r>
      <w:r>
        <w:rPr/>
        <w:t xml:space="preserve"> due to differences in ratios of collision to background observations</w:t>
      </w:r>
      <w:r>
        <w:rPr/>
        <w:t xml:space="preserve">.  Assuming species occurrence is of equal importance as the other collision model predictors, the smaller increase in collision risk for deer may be attributed to lower predictions </w:t>
      </w:r>
      <w:r>
        <w:rPr/>
        <w:t xml:space="preserve">of species occurrence </w:t>
      </w:r>
      <w:r>
        <w:rPr/>
        <w:t>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people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w:t>
      </w:r>
      <w:r>
        <w:rPr/>
        <w:t xml:space="preserve"> &amp; Jaarsma</w:t>
      </w:r>
      <w:r>
        <w:rPr/>
        <w:t>, 2004; Seiler, 2005; Gagnon et al., 2007).  Our results are consistent with other studies on behavioural responses to roads that include kangaroos and deer (see Jacobson</w:t>
      </w:r>
      <w:r>
        <w:rPr/>
        <w:t xml:space="preserve"> et al.,</w:t>
      </w:r>
      <w:r>
        <w:rPr/>
        <w:t xml:space="preserve"> 2016).  </w:t>
      </w:r>
      <w:r>
        <w:rPr/>
        <w:t>At higher values of traffic speed</w:t>
      </w:r>
      <w:r>
        <w:rPr/>
        <w:t>, collision risk increased monotonically with increasing speed with a similar magnitude for both species (Figures 2e &amp; 2f).  Kangaroos were exposed to higher collision risk at lower traffic speeds than deer.  This may be due to Melbourne’s suburbs expanding into natural kangaroo habitat, thereby increasing wildlife-vehicle collisions.</w:t>
      </w:r>
    </w:p>
    <w:p>
      <w:pPr>
        <w:pStyle w:val="Textbody1"/>
        <w:rPr/>
      </w:pPr>
      <w:r>
        <w:rPr/>
      </w:r>
    </w:p>
    <w:p>
      <w:pPr>
        <w:pStyle w:val="Textbody1"/>
        <w:rPr/>
      </w:pPr>
      <w:r>
        <w:rPr/>
        <w:t xml:space="preserve">We did not explore temporal effects in this study, however, this may be incorporated into our framework.  One such method is to add a function-based term to the model that allows collision risk to vary as a function of time and season (Visintin et al., manuscript in </w:t>
      </w:r>
      <w:r>
        <w:rPr/>
        <w:t>prep</w:t>
      </w:r>
      <w:r>
        <w:rPr/>
        <w:t>).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Meisingset</w:t>
      </w:r>
      <w:r>
        <w:rPr>
          <w:rStyle w:val="Emphasis"/>
          <w:i w:val="false"/>
        </w:rPr>
        <w:t xml:space="preserve"> et al.,</w:t>
      </w:r>
      <w:r>
        <w:rPr>
          <w:rStyle w:val="Emphasis"/>
          <w:i w:val="false"/>
        </w:rPr>
        <w:t xml:space="preserve"> 2014; </w:t>
      </w:r>
      <w:r>
        <w:rPr/>
        <w:t>Mountrakis</w:t>
      </w:r>
      <w:r>
        <w:rPr/>
        <w:t xml:space="preserve"> &amp; Gunson</w:t>
      </w:r>
      <w:r>
        <w:rPr/>
        <w:t>, 2009), however, not yet fully tested for kangaroos.</w:t>
      </w:r>
    </w:p>
    <w:p>
      <w:pPr>
        <w:pStyle w:val="Textbody1"/>
        <w:rPr/>
      </w:pPr>
      <w:r>
        <w:rPr/>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can supplement data-deficient ecological studies, and are effective in road ecology (Paul</w:t>
      </w:r>
      <w:r>
        <w:rPr/>
        <w:t xml:space="preserve"> et al.,</w:t>
      </w:r>
      <w:r>
        <w:rPr/>
        <w:t xml:space="preserve">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w:t>
      </w:r>
      <w:r>
        <w:rPr/>
        <w:t xml:space="preserve"> et al.</w:t>
      </w:r>
      <w:r>
        <w:rPr/>
        <w:t>, 2009; Donaldson</w:t>
      </w:r>
      <w:r>
        <w:rPr/>
        <w:t xml:space="preserve"> &amp; Lafon</w:t>
      </w:r>
      <w:r>
        <w:rPr/>
        <w:t>, 2010; Shilling et al., 2015), inferences and predictions 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w:t>
      </w:r>
      <w:r>
        <w:rPr/>
        <w:t xml:space="preserve"> et al.</w:t>
      </w:r>
      <w:r>
        <w:rPr/>
        <w:t>,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valuable contributions to the manuscript and gave final approval for publication.  Michael McCarthy and Casey Visintin conceived the ideas and developed the methodology; Fraser Shilling provided access to the California Roadkill Observation System and California crash data; Casey Visintin analysed the data and led the writing; Rodney van der Ree, Fraser Shilling and Michael McCarthy provided critical review of and contributions to the manu</w:t>
      </w:r>
      <w:bookmarkStart w:id="2" w:name="_GoBack"/>
      <w:bookmarkEnd w:id="2"/>
      <w:r>
        <w:rPr/>
        <w:t>script content.</w:t>
      </w:r>
      <w:r>
        <w:br w:type="page"/>
      </w:r>
    </w:p>
    <w:p>
      <w:pPr>
        <w:pStyle w:val="Textbody1"/>
        <w:numPr>
          <w:ilvl w:val="1"/>
          <w:numId w:val="2"/>
        </w:numPr>
        <w:rPr/>
      </w:pPr>
      <w:r>
        <w:rPr/>
        <w:t>Acknowledgements</w:t>
      </w:r>
    </w:p>
    <w:p>
      <w:pPr>
        <w:pStyle w:val="Textbody1"/>
        <w:rPr/>
      </w:pPr>
      <w:r>
        <w:rPr/>
        <w:t xml:space="preserve">Wildlife Victoria provided the collision </w:t>
      </w:r>
      <w:r>
        <w:rPr/>
        <w:t>data</w:t>
      </w:r>
      <w:r>
        <w:rPr/>
        <w:t xml:space="preserve"> for Victoria in the study. </w:t>
      </w:r>
      <w:r>
        <w:rPr/>
        <w:t>Collision d</w:t>
      </w:r>
      <w:r>
        <w:rPr/>
        <w:t>ata for California were obtained from the Road Ecology Center at UC Davis and were a result of the effort of several hundred observers with information management by Dr. David Waetjen.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r>
        <w:br w:type="page"/>
      </w:r>
    </w:p>
    <w:p>
      <w:pPr>
        <w:pStyle w:val="Textbody1"/>
        <w:rPr/>
      </w:pPr>
      <w:bookmarkStart w:id="3" w:name="JR_bib_end3"/>
      <w:bookmarkEnd w:id="3"/>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rStyle w:val="Emphasis"/>
          <w:i w:val="false"/>
        </w:rPr>
        <w:t xml:space="preserve">Miller, M. E., Hui, S. L. &amp; Tierney, W. M. (1991) Validation techniques for logistic regression models. </w:t>
      </w:r>
      <w:r>
        <w:rPr>
          <w:rStyle w:val="Emphasis"/>
          <w:i/>
          <w:iCs/>
        </w:rPr>
        <w:t>Statistics in Medicine</w:t>
      </w:r>
      <w:r>
        <w:rPr>
          <w:rStyle w:val="Emphasis"/>
          <w:i w:val="false"/>
        </w:rPr>
        <w:t>, 10, 1213-1226</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1: </w:t>
      </w:r>
      <w:r>
        <w:rPr/>
        <w:t>Statistical model performance metrics shown as percent reduction of deviance on the null model and receiver operating characteristic (ROC) scores using all training data. Regression coefficients indicate model calibration when using the independent validation data; a coefficient of 'one' suggests a perfectly calibrated model.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p>
      <w:pPr>
        <w:pStyle w:val="Normal"/>
        <w:rPr/>
      </w:pPr>
      <w:r>
        <w:rPr/>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rPr>
      </w:pPr>
      <w:r>
        <w:rPr/>
      </w:r>
      <w:r>
        <w:br w:type="page"/>
      </w:r>
    </w:p>
    <w:p>
      <w:pPr>
        <w:pStyle w:val="Textbody1"/>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rPr/>
      </w:pPr>
      <w:r>
        <w:rPr>
          <w:rStyle w:val="Captiontitle"/>
        </w:rPr>
        <w:t>Table S2:</w:t>
      </w:r>
      <w:r>
        <w:rPr>
          <w:rStyle w:val="Captiontitle"/>
          <w:b w:val="false"/>
        </w:rPr>
        <w:t xml:space="preserve"> Performance of traffic models.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34"/>
        <w:gridCol w:w="2106"/>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34" w:type="dxa"/>
            <w:tcBorders/>
            <w:shd w:color="auto" w:fill="auto" w:val="clear"/>
            <w:vAlign w:val="bottom"/>
          </w:tcPr>
          <w:p>
            <w:pPr>
              <w:pStyle w:val="Textbody1"/>
              <w:jc w:val="center"/>
              <w:rPr/>
            </w:pPr>
            <w:r>
              <w:rPr/>
              <w:t>Number of training observations (n)</w:t>
            </w:r>
          </w:p>
        </w:tc>
        <w:tc>
          <w:tcPr>
            <w:tcW w:w="2106"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34" w:type="dxa"/>
            <w:tcBorders/>
            <w:shd w:color="auto" w:fill="auto" w:val="clear"/>
            <w:vAlign w:val="bottom"/>
          </w:tcPr>
          <w:p>
            <w:pPr>
              <w:pStyle w:val="Textbody1"/>
              <w:rPr/>
            </w:pPr>
            <w:r>
              <w:rPr/>
              <w:t>3,174</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34" w:type="dxa"/>
            <w:tcBorders/>
            <w:shd w:color="auto" w:fill="auto" w:val="clear"/>
            <w:vAlign w:val="bottom"/>
          </w:tcPr>
          <w:p>
            <w:pPr>
              <w:pStyle w:val="Textbody1"/>
              <w:rPr/>
            </w:pPr>
            <w:r>
              <w:rPr/>
              <w:t>42,438</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34" w:type="dxa"/>
            <w:tcBorders/>
            <w:shd w:color="auto" w:fill="auto" w:val="clear"/>
            <w:vAlign w:val="bottom"/>
          </w:tcPr>
          <w:p>
            <w:pPr>
              <w:pStyle w:val="Textbody1"/>
              <w:rPr/>
            </w:pPr>
            <w:r>
              <w:rPr/>
            </w:r>
          </w:p>
        </w:tc>
        <w:tc>
          <w:tcPr>
            <w:tcW w:w="2106"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34" w:type="dxa"/>
            <w:tcBorders/>
            <w:shd w:color="auto" w:fill="auto" w:val="clear"/>
            <w:vAlign w:val="bottom"/>
          </w:tcPr>
          <w:p>
            <w:pPr>
              <w:pStyle w:val="Textbody1"/>
              <w:rPr/>
            </w:pPr>
            <w:r>
              <w:rPr/>
              <w:t>68,474</w:t>
            </w:r>
          </w:p>
        </w:tc>
        <w:tc>
          <w:tcPr>
            <w:tcW w:w="2106"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34" w:type="dxa"/>
            <w:tcBorders/>
            <w:shd w:color="auto" w:fill="auto" w:val="clear"/>
            <w:vAlign w:val="bottom"/>
          </w:tcPr>
          <w:p>
            <w:pPr>
              <w:pStyle w:val="Textbody1"/>
              <w:rPr/>
            </w:pPr>
            <w:r>
              <w:rPr/>
              <w:t>7,292</w:t>
            </w:r>
          </w:p>
        </w:tc>
        <w:tc>
          <w:tcPr>
            <w:tcW w:w="2106" w:type="dxa"/>
            <w:tcBorders/>
            <w:shd w:color="auto" w:fill="auto" w:val="clear"/>
            <w:vAlign w:val="bottom"/>
          </w:tcPr>
          <w:p>
            <w:pPr>
              <w:pStyle w:val="Textbody1"/>
              <w:rPr/>
            </w:pPr>
            <w:r>
              <w:rPr/>
              <w:t>Road Class</w:t>
            </w:r>
          </w:p>
        </w:tc>
      </w:tr>
    </w:tbl>
    <w:p>
      <w:pPr>
        <w:pStyle w:val="Textbody1"/>
        <w:rPr/>
      </w:pPr>
      <w:r>
        <w:rPr/>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rPr>
        <w:tab/>
        <w:t>b)</w:t>
      </w:r>
      <w:r>
        <w:rPr>
          <w:rStyle w:val="Captiontitle"/>
          <w:b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rPr>
        <w:tab/>
        <w:t>d)</w:t>
      </w:r>
      <w:r>
        <w:rPr>
          <w:rStyle w:val="Captiontitle"/>
          <w:b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rPr>
        <w:tab/>
        <w:t>f)</w:t>
      </w:r>
      <w:r>
        <w:rPr>
          <w:rStyle w:val="Captiontitle"/>
          <w:b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In each plot, trend lines (20 total) are for randomly selected subsets of the data (5000 observations).</w:t>
      </w:r>
      <w:r>
        <w:br w:type="page"/>
      </w:r>
    </w:p>
    <w:p>
      <w:pPr>
        <w:pStyle w:val="Textbody1"/>
        <w:rPr/>
      </w:pPr>
      <w:r>
        <w:rPr/>
        <w:drawing>
          <wp:inline distT="0" distB="0" distL="0" distR="0">
            <wp:extent cx="5400040" cy="3808730"/>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rPr/>
      </w:pPr>
      <w:r>
        <w:rPr/>
        <w:drawing>
          <wp:inline distT="0" distB="0" distL="0" distR="0">
            <wp:extent cx="5400040" cy="3808730"/>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rPr>
          <w:rStyle w:val="Captiontitle"/>
          <w:b w:val="false"/>
        </w:rPr>
        <w:t xml:space="preserve"> </w:t>
      </w:r>
      <w:bookmarkStart w:id="4" w:name="__DdeLink__2531_843328716"/>
      <w:bookmarkEnd w:id="4"/>
      <w:r>
        <w:rPr>
          <w:rStyle w:val="Captiontitle"/>
          <w:b w:val="false"/>
        </w:rPr>
        <w:t>Study boundaries are shown as dashed lines.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rPr/>
      </w:pPr>
      <w:r>
        <w:rPr>
          <w:rStyle w:val="Captiontitle"/>
        </w:rPr>
        <w:t xml:space="preserve">Figure S1: </w:t>
      </w:r>
      <w:r>
        <w:rPr/>
        <w:t xml:space="preserve">Predicted relative likelihood of occurrence kangaroos in Victoria (above) and deer in central California (below). Darker shading indicates higher relative likelihood of occurrence. </w:t>
      </w:r>
      <w:r>
        <w:rPr>
          <w:rStyle w:val="Captiontitle"/>
          <w:b w:val="false"/>
        </w:rPr>
        <w:t xml:space="preserve">Study boundaries are shown as dashed lines. </w:t>
      </w:r>
      <w:r>
        <w:rPr>
          <w:rStyle w:val="Captiontitle"/>
          <w:b w:val="false"/>
        </w:rPr>
        <w:t>Victoria: extent (</w:t>
      </w:r>
      <w:r>
        <w:rPr>
          <w:rStyle w:val="Captiontitle"/>
          <w:rFonts w:eastAsia="DejaVu Sans" w:cs="DejaVu Sans" w:ascii="Liberation Serif" w:hAnsi="Liberation Serif"/>
          <w:b w:val="false"/>
        </w:rPr>
        <w:t>-</w:t>
      </w:r>
      <w:r>
        <w:rPr>
          <w:rStyle w:val="Captiontitle"/>
          <w:b w:val="false"/>
        </w:rPr>
        <w:t>58000E,</w:t>
      </w:r>
      <w:r>
        <w:rPr>
          <w:rStyle w:val="Captiontitle"/>
          <w:b w:val="false"/>
        </w:rPr>
        <w:t xml:space="preserve"> </w:t>
      </w:r>
      <w:r>
        <w:rPr>
          <w:rStyle w:val="Captiontitle"/>
          <w:b w:val="false"/>
        </w:rPr>
        <w:t>5661000N) x (764000E,</w:t>
      </w:r>
      <w:r>
        <w:rPr>
          <w:rStyle w:val="Captiontitle"/>
          <w:b w:val="false"/>
        </w:rPr>
        <w:t xml:space="preserve"> </w:t>
      </w:r>
      <w:r>
        <w:rPr>
          <w:rStyle w:val="Captiontitle"/>
          <w:b w:val="false"/>
        </w:rPr>
        <w:t>6224000N); projected to GDA94 MGA zone 55; 462,786 cells. California: extent (445000E,</w:t>
      </w:r>
      <w:r>
        <w:rPr>
          <w:rStyle w:val="Captiontitle"/>
          <w:b w:val="false"/>
        </w:rPr>
        <w:t xml:space="preserve"> </w:t>
      </w:r>
      <w:r>
        <w:rPr>
          <w:rStyle w:val="Captiontitle"/>
          <w:b w:val="false"/>
        </w:rPr>
        <w:t>3962000N) x (1165000E,</w:t>
      </w:r>
      <w:r>
        <w:rPr>
          <w:rStyle w:val="Captiontitle"/>
          <w:b w:val="false"/>
        </w:rPr>
        <w:t xml:space="preserve"> </w:t>
      </w:r>
      <w:r>
        <w:rPr>
          <w:rStyle w:val="Captiontitle"/>
          <w:b w:val="false"/>
        </w:rPr>
        <w:t>4329000N); projected to NAD83 UTM zone 10N; 264,240 cells.</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rPr>
        <w:t>a)</w:t>
      </w:r>
      <w:r>
        <w:rPr>
          <w:rStyle w:val="Captiontitle"/>
          <w:b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rPr>
        <w:t>b)</w:t>
      </w:r>
      <w:r>
        <w:rPr>
          <w:rStyle w:val="Captiontitle"/>
          <w:b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c)</w:t>
      </w:r>
      <w:r>
        <w:rPr>
          <w:rStyle w:val="Captiontitle"/>
          <w:b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rPr>
        <w:t>d)</w:t>
      </w:r>
      <w:r>
        <w:rPr>
          <w:rStyle w:val="Captiontitle"/>
          <w:b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e)</w:t>
      </w:r>
      <w:r>
        <w:rPr>
          <w:rStyle w:val="Captiontitle"/>
          <w:b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rPr>
        <w:t>f)</w:t>
      </w:r>
      <w:r>
        <w:rPr>
          <w:rStyle w:val="Captiontitle"/>
          <w:b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S3:</w:t>
      </w:r>
      <w:r>
        <w:rPr>
          <w:rStyle w:val="Captiontitle"/>
          <w:b w:val="false"/>
        </w:rPr>
        <w:t xml:space="preserve"> Effects of three </w:t>
      </w:r>
      <w:bookmarkStart w:id="5" w:name="__DdeLink__3263_1827435971"/>
      <w:bookmarkEnd w:id="5"/>
      <w:r>
        <w:rPr>
          <w:rStyle w:val="Captiontitle"/>
          <w:b w:val="false"/>
        </w:rPr>
        <w:t>most significant predictor variables on relative likelihood of occurrence per species.</w:t>
      </w:r>
      <w:r>
        <w:br w:type="page"/>
      </w:r>
    </w:p>
    <w:p>
      <w:pPr>
        <w:pStyle w:val="Textbody1"/>
        <w:rPr/>
      </w:pPr>
      <w:r>
        <w:rPr>
          <w:rStyle w:val="Captiontitle"/>
          <w:b w:val="false"/>
        </w:rPr>
        <w:t>Appendix A - Species Distribution Modelling</w:t>
      </w:r>
    </w:p>
    <w:p>
      <w:pPr>
        <w:pStyle w:val="Textbody1"/>
        <w:rPr/>
      </w:pPr>
      <w:r>
        <w:rPr>
          <w:rStyle w:val="Captiontitle"/>
          <w:b w:val="false"/>
        </w:rPr>
        <w:t xml:space="preserve">To establish occurrence probabilities for </w:t>
      </w:r>
      <w:r>
        <w:rPr>
          <w:rStyle w:val="Captiontitle"/>
          <w:b w:val="false"/>
        </w:rPr>
        <w:t xml:space="preserve">eastern </w:t>
      </w:r>
      <w:r>
        <w:rPr>
          <w:rStyle w:val="Captiontitle"/>
          <w:b w:val="false"/>
        </w:rPr>
        <w:t>gr</w:t>
      </w:r>
      <w:r>
        <w:rPr>
          <w:rStyle w:val="Captiontitle"/>
          <w:b w:val="false"/>
        </w:rPr>
        <w:t>e</w:t>
      </w:r>
      <w:r>
        <w:rPr>
          <w:rStyle w:val="Captiontitle"/>
          <w:b w:val="false"/>
        </w:rPr>
        <w:t>y kangaroos and mule deer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w:t>
      </w:r>
      <w:r>
        <w:rPr/>
        <w:t xml:space="preserve"> et al.</w:t>
      </w:r>
      <w:r>
        <w:rPr/>
        <w:t xml:space="preserv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Using the model fits, we predicted relative likelihood of occurrence to all grid cells for each species (Figure S1).</w:t>
      </w:r>
    </w:p>
    <w:p>
      <w:pPr>
        <w:pStyle w:val="Textbody1"/>
        <w:rPr/>
      </w:pPr>
      <w:r>
        <w:rPr/>
      </w:r>
    </w:p>
    <w:p>
      <w:pPr>
        <w:pStyle w:val="Textbody1"/>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w:t>
      </w:r>
      <w:r>
        <w:rPr/>
        <w:t xml:space="preserve"> - the scale is unitless and relative to a range between 0 (no light) and 63 (brightest spot detected across all artificial light visible on earth)</w:t>
      </w:r>
      <w:r>
        <w:rPr/>
        <w:t>.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i w:val="false"/>
        </w:rPr>
        <w:t>Kucera, 1988</w:t>
      </w:r>
      <w:r>
        <w:rPr>
          <w:rStyle w:val="Captiontitle"/>
          <w:b w:val="false"/>
        </w:rPr>
        <w:t>).</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chael Mccarthy" w:date="2017-01-16T15:31:00Z" w:initials="MM">
    <w:p>
      <w:r>
        <w:rPr>
          <w:rFonts w:ascii="Liberation Serif" w:hAnsi="Liberation Serif"/>
          <w:color w:val="00000A"/>
          <w:lang w:val="en-US" w:eastAsia="en-US" w:bidi="en-US"/>
        </w:rPr>
        <w:t>Didn’t you say this already in the previous section? Could you just use a “data” section instead of a data preparation section?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 w:name="Liberation Serif">
    <w:altName w:val="Times New Roman"/>
    <w:charset w:val="01"/>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decimal"/>
      <w:suff w:val="nothing"/>
      <w:lvlText w:val="%3)"/>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trackRevisio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comments" Target="comment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536</TotalTime>
  <Application>LibreOffice/5.1.4.2$Linux_X86_64 LibreOffice_project/10m0$Build-2</Application>
  <Pages>36</Pages>
  <Words>7086</Words>
  <Characters>40496</Characters>
  <CharactersWithSpaces>47416</CharactersWithSpaces>
  <Paragraphs>299</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2017-01-15T23:29:00Z</dcterms:created>
  <dc:creator>TeX4ht from Risk_Model_Publish.tex, options: xhtml,ooffice,html,refcaption 
(http://www.cse.ohio-state.edu/~gurari/TeX4ht/)</dc:creator>
  <dc:description/>
  <dc:language>en-AU</dc:language>
  <cp:lastModifiedBy>Casey Visintin</cp:lastModifiedBy>
  <dcterms:modified xsi:type="dcterms:W3CDTF">2017-01-17T16:03:59Z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